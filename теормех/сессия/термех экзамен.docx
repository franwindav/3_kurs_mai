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ttf" ContentType="application/x-font-ttf"/>
  <Default Extension="png" ContentType="image/png"/>
  <Default Extension="rels" ContentType="application/vnd.openxmlformats-package.relationships+xml"/>
  <Default Extension="psmdcp" ContentType="application/vnd.openxmlformats-package.core-properti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rId1" /><Relationship Type="http://schemas.openxmlformats.org/officeDocument/2006/relationships/extended-properties" Target="/docProps/app.xml" Id="R0c9ec2df924446f3" /><Relationship Type="http://schemas.openxmlformats.org/package/2006/relationships/metadata/core-properties" Target="/package/services/metadata/core-properties/ed59aecd278b4652b7680d1fefcf91df.psmdcp" Id="R2fd63eddf9f34cd8" 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body>
    <w:p xmlns:wp14="http://schemas.microsoft.com/office/word/2010/wordml" w:rsidRPr="00000000" w:rsidR="00000000" w:rsidDel="00000000" w:rsidP="00000000" w:rsidRDefault="00000000" w14:paraId="00000001" wp14:textId="77777777">
      <w:pPr>
        <w:rPr>
          <w:sz w:val="48"/>
          <w:szCs w:val="48"/>
        </w:rPr>
      </w:pPr>
      <w:r w:rsidRPr="00000000" w:rsidDel="00000000" w:rsidR="00000000">
        <w:rPr>
          <w:sz w:val="48"/>
          <w:szCs w:val="48"/>
          <w:rtl w:val="0"/>
        </w:rPr>
        <w:t xml:space="preserve">Задачи</w:t>
      </w:r>
    </w:p>
    <w:p xmlns:wp14="http://schemas.microsoft.com/office/word/2010/wordml" w:rsidRPr="00000000" w:rsidR="00000000" w:rsidDel="00000000" w:rsidP="00000000" w:rsidRDefault="00000000" w14:paraId="00000002" wp14:textId="77777777">
      <w:pPr>
        <w:rPr>
          <w:sz w:val="48"/>
          <w:szCs w:val="4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3" wp14:textId="77777777">
      <w:pPr>
        <w:rPr/>
      </w:pPr>
      <w:r w:rsidRPr="00000000" w:rsidDel="00000000" w:rsidR="00000000">
        <w:rPr>
          <w:sz w:val="24"/>
          <w:szCs w:val="24"/>
          <w:rtl w:val="0"/>
        </w:rPr>
        <w:t xml:space="preserve">Основные типы: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4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5" wp14:textId="77777777">
      <w:pPr>
        <w:numPr>
          <w:ilvl w:val="0"/>
          <w:numId w:val="2"/>
        </w:numPr>
        <w:ind w:left="720" w:hanging="360"/>
      </w:pPr>
      <w:r w:rsidRPr="00000000" w:rsidDel="00000000" w:rsidR="00000000">
        <w:rPr>
          <w:rtl w:val="0"/>
        </w:rPr>
        <w:t xml:space="preserve">виртуальные перемещения</w:t>
      </w:r>
    </w:p>
    <w:p xmlns:wp14="http://schemas.microsoft.com/office/word/2010/wordml" w:rsidRPr="00000000" w:rsidR="00000000" w:rsidDel="00000000" w:rsidP="00000000" w:rsidRDefault="00000000" w14:paraId="00000006" wp14:textId="77777777">
      <w:pPr>
        <w:numPr>
          <w:ilvl w:val="0"/>
          <w:numId w:val="2"/>
        </w:numPr>
        <w:ind w:left="720" w:hanging="360"/>
      </w:pPr>
      <w:r w:rsidRPr="00000000" w:rsidDel="00000000" w:rsidR="00000000">
        <w:rPr>
          <w:rtl w:val="0"/>
        </w:rPr>
        <w:t xml:space="preserve">перемещения возможные</w:t>
      </w:r>
    </w:p>
    <w:p xmlns:wp14="http://schemas.microsoft.com/office/word/2010/wordml" w:rsidRPr="00000000" w:rsidR="00000000" w:rsidDel="00000000" w:rsidP="00000000" w:rsidRDefault="00000000" w14:paraId="00000007" wp14:textId="77777777">
      <w:pPr>
        <w:numPr>
          <w:ilvl w:val="0"/>
          <w:numId w:val="2"/>
        </w:numPr>
        <w:ind w:left="720" w:hanging="360"/>
      </w:pPr>
      <w:r w:rsidRPr="00000000" w:rsidDel="00000000" w:rsidR="00000000">
        <w:rPr>
          <w:rtl w:val="0"/>
        </w:rPr>
        <w:t xml:space="preserve">уравнения плоского движения</w:t>
      </w:r>
    </w:p>
    <w:p xmlns:wp14="http://schemas.microsoft.com/office/word/2010/wordml" w:rsidRPr="00000000" w:rsidR="00000000" w:rsidDel="00000000" w:rsidP="00000000" w:rsidRDefault="00000000" w14:paraId="00000008" wp14:textId="77777777">
      <w:pPr>
        <w:numPr>
          <w:ilvl w:val="0"/>
          <w:numId w:val="2"/>
        </w:numPr>
        <w:ind w:left="720" w:hanging="360"/>
      </w:pPr>
      <w:r w:rsidRPr="00000000" w:rsidDel="00000000" w:rsidR="00000000">
        <w:rPr>
          <w:rtl w:val="0"/>
        </w:rPr>
        <w:t xml:space="preserve">первые интегралы и смысл</w:t>
      </w:r>
    </w:p>
    <w:p xmlns:wp14="http://schemas.microsoft.com/office/word/2010/wordml" w:rsidRPr="00000000" w:rsidR="00000000" w:rsidDel="00000000" w:rsidP="00000000" w:rsidRDefault="00000000" w14:paraId="00000009" wp14:textId="77777777">
      <w:pPr>
        <w:numPr>
          <w:ilvl w:val="0"/>
          <w:numId w:val="2"/>
        </w:numPr>
        <w:ind w:left="720" w:hanging="360"/>
      </w:pPr>
      <w:r w:rsidRPr="00000000" w:rsidDel="00000000" w:rsidR="00000000">
        <w:rPr>
          <w:rtl w:val="0"/>
        </w:rPr>
        <w:t xml:space="preserve">кин момент</w:t>
      </w:r>
    </w:p>
    <w:p xmlns:wp14="http://schemas.microsoft.com/office/word/2010/wordml" w:rsidRPr="00000000" w:rsidR="00000000" w:rsidDel="00000000" w:rsidP="00000000" w:rsidRDefault="00000000" w14:paraId="0000000A" wp14:textId="77777777">
      <w:pPr>
        <w:numPr>
          <w:ilvl w:val="0"/>
          <w:numId w:val="2"/>
        </w:numPr>
        <w:ind w:left="720" w:hanging="360"/>
      </w:pPr>
      <w:r w:rsidRPr="00000000" w:rsidDel="00000000" w:rsidR="00000000">
        <w:rPr>
          <w:rtl w:val="0"/>
        </w:rPr>
        <w:t xml:space="preserve">структура кин энергии</w:t>
      </w:r>
    </w:p>
    <w:p xmlns:wp14="http://schemas.microsoft.com/office/word/2010/wordml" w:rsidRPr="00000000" w:rsidR="00000000" w:rsidDel="00000000" w:rsidP="00000000" w:rsidRDefault="00000000" w14:paraId="0000000B" wp14:textId="77777777">
      <w:pPr>
        <w:numPr>
          <w:ilvl w:val="0"/>
          <w:numId w:val="2"/>
        </w:numPr>
        <w:ind w:left="720" w:hanging="360"/>
      </w:pPr>
      <w:r w:rsidRPr="00000000" w:rsidDel="00000000" w:rsidR="00000000">
        <w:rPr>
          <w:rtl w:val="0"/>
        </w:rPr>
        <w:t xml:space="preserve">найти силу из равновесия</w:t>
      </w:r>
    </w:p>
    <w:p xmlns:wp14="http://schemas.microsoft.com/office/word/2010/wordml" w:rsidRPr="00000000" w:rsidR="00000000" w:rsidDel="00000000" w:rsidP="00000000" w:rsidRDefault="00000000" w14:paraId="0000000C" wp14:textId="77777777">
      <w:pPr>
        <w:numPr>
          <w:ilvl w:val="0"/>
          <w:numId w:val="2"/>
        </w:numPr>
        <w:ind w:left="720" w:hanging="360"/>
      </w:pPr>
      <w:r w:rsidRPr="00000000" w:rsidDel="00000000" w:rsidR="00000000">
        <w:rPr>
          <w:rtl w:val="0"/>
        </w:rPr>
        <w:t xml:space="preserve">обобщенные силы системы</w:t>
      </w:r>
    </w:p>
    <w:p xmlns:wp14="http://schemas.microsoft.com/office/word/2010/wordml" w:rsidRPr="00000000" w:rsidR="00000000" w:rsidDel="00000000" w:rsidP="00000000" w:rsidRDefault="00000000" w14:paraId="0000000D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E" wp14:textId="77777777">
      <w:pPr>
        <w:rPr/>
      </w:pPr>
      <w:r w:rsidRPr="00000000" w:rsidDel="00000000" w:rsidR="00000000">
        <w:rPr>
          <w:rtl w:val="0"/>
        </w:rPr>
        <w:t xml:space="preserve">Порядок задач случаен.</w:t>
      </w:r>
    </w:p>
    <w:p xmlns:wp14="http://schemas.microsoft.com/office/word/2010/wordml" w:rsidRPr="00000000" w:rsidR="00000000" w:rsidDel="00000000" w:rsidP="00000000" w:rsidRDefault="00000000" w14:paraId="0000000F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0" wp14:textId="77777777">
      <w:pPr>
        <w:numPr>
          <w:ilvl w:val="0"/>
          <w:numId w:val="1"/>
        </w:numPr>
        <w:ind w:left="720" w:hanging="360"/>
        <w:rPr>
          <w:u w:val="none"/>
        </w:rPr>
      </w:pPr>
      <w:r w:rsidRPr="00000000" w:rsidDel="00000000" w:rsidR="00000000">
        <w:rPr>
          <w:rtl w:val="0"/>
        </w:rPr>
        <w:t xml:space="preserve"> 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Однородное колесо массы m и радиуса R катится без проскальзывания по дороге под действием вращательного момента M=const. Используя уравнения плоского движения твёрдого тела, найти угловое ускорение колеса.</w:t>
      </w:r>
    </w:p>
    <w:p xmlns:wp14="http://schemas.microsoft.com/office/word/2010/wordml" w:rsidRPr="00000000" w:rsidR="00000000" w:rsidDel="00000000" w:rsidP="00000000" w:rsidRDefault="00000000" w14:paraId="00000011" wp14:textId="77777777">
      <w:pPr>
        <w:ind w:left="720" w:firstLine="0"/>
        <w:rPr>
          <w:rFonts w:ascii="Roboto" w:hAnsi="Roboto" w:eastAsia="Roboto" w:cs="Roboto"/>
          <w:sz w:val="24"/>
          <w:szCs w:val="24"/>
          <w:highlight w:val="green"/>
        </w:rPr>
      </w:pPr>
      <w:r w:rsidRPr="00000000" w:rsidDel="00000000" w:rsidR="00000000">
        <w:rPr>
          <w:rFonts w:ascii="Roboto" w:hAnsi="Roboto" w:eastAsia="Roboto" w:cs="Roboto"/>
          <w:sz w:val="24"/>
          <w:szCs w:val="24"/>
          <w:highlight w:val="green"/>
          <w:rtl w:val="0"/>
        </w:rPr>
        <w:t xml:space="preserve">знак смотрите, еще просила реакцию уточнить в точке соприкосновения(?)</w:t>
      </w:r>
    </w:p>
    <w:p xmlns:wp14="http://schemas.microsoft.com/office/word/2010/wordml" w:rsidRPr="00000000" w:rsidR="00000000" w:rsidDel="00000000" w:rsidP="00000000" w:rsidRDefault="00000000" w14:paraId="00000012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3" wp14:textId="77777777">
      <w:pPr>
        <w:rPr/>
      </w:pPr>
      <w:r w:rsidRPr="00000000" w:rsidDel="00000000" w:rsidR="00000000">
        <w:rPr/>
        <w:drawing>
          <wp:inline xmlns:wp14="http://schemas.microsoft.com/office/word/2010/wordprocessingDrawing" distT="114300" distB="114300" distL="114300" distR="114300" wp14:anchorId="2640F182" wp14:editId="7777777">
            <wp:extent cx="6178110" cy="3481388"/>
            <wp:effectExtent l="0" t="0" r="0" b="0"/>
            <wp:docPr id="1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78110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4" wp14:textId="77777777">
      <w:pPr>
        <w:rPr/>
      </w:pPr>
      <w:r w:rsidRPr="00000000" w:rsidDel="00000000" w:rsidR="00000000">
        <w:rPr/>
        <w:drawing>
          <wp:inline xmlns:wp14="http://schemas.microsoft.com/office/word/2010/wordprocessingDrawing" distT="114300" distB="114300" distL="114300" distR="114300" wp14:anchorId="4EC43D2D" wp14:editId="7777777">
            <wp:extent cx="5734050" cy="4305300"/>
            <wp:effectExtent l="0" t="0" r="0" b="0"/>
            <wp:docPr id="30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5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6" wp14:textId="77777777">
      <w:pPr>
        <w:numPr>
          <w:ilvl w:val="0"/>
          <w:numId w:val="1"/>
        </w:numPr>
        <w:ind w:left="720" w:hanging="360"/>
        <w:rPr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С помощью принципа виртуальных перемещений найти удлинение h пружины, если жёсткость пружины k, вес груза 3 равен Q, вес блока 2 - P. Радиусы блоков 1 и 2 равны r1 и r2, соответственно.</w:t>
      </w:r>
    </w:p>
    <w:p xmlns:wp14="http://schemas.microsoft.com/office/word/2010/wordml" w:rsidRPr="00000000" w:rsidR="00000000" w:rsidDel="00000000" w:rsidP="00000000" w:rsidRDefault="00000000" w14:paraId="00000017" wp14:textId="77777777">
      <w:pPr>
        <w:ind w:left="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621DB3F5" wp14:editId="7777777">
            <wp:extent cx="5734050" cy="3149600"/>
            <wp:effectExtent l="0" t="0" r="0" b="0"/>
            <wp:docPr id="39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8" wp14:textId="77777777">
      <w:pPr>
        <w:ind w:left="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388C87FB" wp14:editId="7777777">
            <wp:extent cx="8863013" cy="6676542"/>
            <wp:effectExtent l="0" t="0" r="0" b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013" cy="6676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9" wp14:textId="77777777">
      <w:pPr>
        <w:ind w:left="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A" wp14:textId="77777777">
      <w:pPr>
        <w:ind w:left="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B" wp14:textId="77777777">
      <w:pPr>
        <w:ind w:left="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C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Пластина в форме равнобедренного треугольника 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62F74F8F" wp14:editId="7777777">
            <wp:extent cx="5734050" cy="5003800"/>
            <wp:effectExtent l="0" t="0" r="0" b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D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020CC1B4" wp14:editId="7777777">
            <wp:extent cx="8048292" cy="6048246"/>
            <wp:effectExtent l="0" t="990600" r="0" b="981710"/>
            <wp:docPr id="65" name="image65.jpg" title="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11"/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5400000" flipH="0" flipV="0">
                      <a:off x="0" y="0"/>
                      <a:ext cx="8048292" cy="6048246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E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6B8E6DFF" wp14:editId="7777777">
            <wp:extent cx="5734050" cy="825500"/>
            <wp:effectExtent l="0" t="0" r="0" b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F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0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1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0"/>
          <w:szCs w:val="20"/>
          <w:highlight w:val="white"/>
          <w:rtl w:val="0"/>
        </w:rPr>
        <w:t xml:space="preserve">Механическая система состоит из ползуна А массы М, прикрепленного к неподвижной опоре посредством пружины жесткости k и движущегося по наклонной плоскости под действием заданной силы F⃗ . К ползуну с помощью цилиндрического шарнира прикреплен тонкий однородный стержень АВ массы 2m и длины 2l, на конце В которого находится точечная масса m.</w:t>
      </w:r>
    </w:p>
    <w:p xmlns:wp14="http://schemas.microsoft.com/office/word/2010/wordml" w:rsidRPr="00000000" w:rsidR="00000000" w:rsidDel="00000000" w:rsidP="00000000" w:rsidRDefault="00000000" w14:paraId="00000022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02891584" wp14:editId="7777777">
            <wp:extent cx="6143625" cy="2214563"/>
            <wp:effectExtent l="0" t="0" r="0" b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3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2AECD27B" wp14:editId="7777777">
            <wp:extent cx="5734050" cy="3149600"/>
            <wp:effectExtent l="0" t="0" r="0" b="0"/>
            <wp:docPr id="3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4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green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  <w:rtl w:val="0"/>
        </w:rPr>
        <w:t xml:space="preserve">выше было предоставлено после проверки, возможно неполное, ниже изначальное</w:t>
      </w:r>
    </w:p>
    <w:p xmlns:wp14="http://schemas.microsoft.com/office/word/2010/wordml" w:rsidRPr="00000000" w:rsidR="00000000" w:rsidDel="00000000" w:rsidP="00000000" w:rsidRDefault="00000000" w14:paraId="00000025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0B7E33C0" wp14:editId="7777777">
            <wp:extent cx="5734050" cy="7645400"/>
            <wp:effectExtent l="0" t="0" r="0" b="0"/>
            <wp:docPr id="42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5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6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7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8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 Однородный стержень AB длиной l массы m из состояния покоя под углом φ к вертикали начинает скользить по гладкой стене и гладкому полу. Определить угловое ускорение ε стержня, если в точках A и B нормальные реакции равны NA и NB. 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3547D222" wp14:editId="7777777">
            <wp:extent cx="5734050" cy="2387600"/>
            <wp:effectExtent l="0" t="0" r="0" b="0"/>
            <wp:docPr id="36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9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48F31285" wp14:editId="7777777">
            <wp:extent cx="4595813" cy="6130909"/>
            <wp:effectExtent l="0" t="0" r="0" b="0"/>
            <wp:docPr id="28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6130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A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0"/>
          <w:szCs w:val="20"/>
          <w:highlight w:val="white"/>
          <w:rtl w:val="0"/>
        </w:rPr>
        <w:t xml:space="preserve">Определить модуль силы P⃗ , сжимающей образец A в установке для испытания на сжатие (рычажном прессе), изображённой на рисунке, если известны расстояния a, b, c, d и сила F⃗ . Массами деталей установки пренебречь. Использовать принцип виртуальных перемещений.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73B074E2" wp14:editId="7777777">
            <wp:extent cx="5734050" cy="2527300"/>
            <wp:effectExtent l="0" t="0" r="0" b="0"/>
            <wp:docPr id="2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 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</w:rPr>
        <w:drawing>
          <wp:inline xmlns:wp14="http://schemas.microsoft.com/office/word/2010/wordprocessingDrawing" distT="114300" distB="114300" distL="114300" distR="114300" wp14:anchorId="46CE9C96" wp14:editId="7777777">
            <wp:extent cx="5734050" cy="7086600"/>
            <wp:effectExtent l="0" t="0" r="0" b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B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C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Тонкая однородная прямоугольная пластина ABDE массы М и сторонами AB=2a и BD=a вращается вокруг неподвижной вертикальной оси OO1, совпадающей со стороной АВ пластины. В пластине сделан желоб KE, где K – середина стороны BD, в котором движется шарик Р массы m. Шарик прикреплен к концу желоба К посредством пружины жесткости k. В начальный момент пластине сообщили начальную угловую скорость ω0, а шарик находился в покое на расстоянии КР=l(l&lt;a).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br w:type="textWrapping"/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  <w:rtl w:val="0"/>
        </w:rPr>
        <w:t xml:space="preserve">Важен: интеграл энергии, циклический интеграл, полная энергия</w:t>
      </w:r>
    </w:p>
    <w:p xmlns:wp14="http://schemas.microsoft.com/office/word/2010/wordml" w:rsidRPr="00000000" w:rsidR="00000000" w:rsidDel="00000000" w:rsidP="00000000" w:rsidRDefault="00000000" w14:paraId="0000002D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whit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  <w:rtl w:val="0"/>
        </w:rPr>
        <w:t xml:space="preserve">Система является консервативной(когда нету t0), ревностной связи нет, полная энергия сохраняется, есть циклический интеграл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54C103A1" wp14:editId="7777777">
            <wp:extent cx="6192535" cy="3224213"/>
            <wp:effectExtent l="0" t="0" r="0" b="0"/>
            <wp:docPr id="60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2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535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45FB8FEF" wp14:editId="7777777">
            <wp:extent cx="5734050" cy="7645400"/>
            <wp:effectExtent l="0" t="0" r="0" b="0"/>
            <wp:docPr id="62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2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3EB03685" wp14:editId="7777777">
            <wp:extent cx="5734050" cy="7721600"/>
            <wp:effectExtent l="0" t="0" r="0" b="0"/>
            <wp:docPr id="41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2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39FB8500" wp14:editId="7777777">
            <wp:extent cx="5734050" cy="4305300"/>
            <wp:effectExtent l="0" t="0" r="0" b="0"/>
            <wp:docPr id="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E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Используя принцип  виртуальных перемещений определить силу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156AB581" wp14:editId="7777777">
            <wp:extent cx="5734050" cy="1968500"/>
            <wp:effectExtent l="0" t="0" r="0" b="0"/>
            <wp:docPr id="2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2851FBF8" wp14:editId="7777777">
            <wp:extent cx="5734050" cy="8115300"/>
            <wp:effectExtent l="0" t="0" r="0" b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F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Используя принцип виртуальных перемещений определить величину силы 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61C4401B" wp14:editId="7777777">
            <wp:extent cx="4457700" cy="4972050"/>
            <wp:effectExtent l="0" t="0" r="0" b="0"/>
            <wp:docPr id="1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1A7CA8DB" wp14:editId="7777777">
            <wp:extent cx="5734050" cy="7645400"/>
            <wp:effectExtent l="0" t="0" r="0" b="0"/>
            <wp:docPr id="59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2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0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Механизм находится в горизонтальной плоскости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1F6D24CC" wp14:editId="7777777">
            <wp:extent cx="5734050" cy="3759200"/>
            <wp:effectExtent l="0" t="0" r="0" b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1B4368F1" wp14:editId="7777777">
            <wp:extent cx="5734050" cy="3975100"/>
            <wp:effectExtent l="0" t="0" r="0" b="0"/>
            <wp:docPr id="50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2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1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На однородный каток массы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22131F16" wp14:editId="7777777">
            <wp:extent cx="5734050" cy="4419600"/>
            <wp:effectExtent l="0" t="0" r="0" b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429D0FFC" wp14:editId="7777777">
            <wp:extent cx="5734050" cy="4267200"/>
            <wp:effectExtent l="0" t="0" r="0" b="0"/>
            <wp:docPr id="48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3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2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На конце невесомого стержня длины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22A658BD" wp14:editId="7777777">
            <wp:extent cx="5734050" cy="1663700"/>
            <wp:effectExtent l="0" t="0" r="0" b="0"/>
            <wp:docPr id="1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2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  <w:rtl w:val="0"/>
        </w:rPr>
        <w:t xml:space="preserve">Дописать циклический интеграл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024BDD3B" wp14:editId="7777777">
            <wp:extent cx="5734050" cy="7645400"/>
            <wp:effectExtent l="0" t="0" r="0" b="0"/>
            <wp:docPr id="67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3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56FDF9DB" wp14:editId="7777777">
            <wp:extent cx="5734050" cy="7645400"/>
            <wp:effectExtent l="0" t="0" r="0" b="0"/>
            <wp:docPr id="44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3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3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4775CCC0" wp14:editId="7777777">
            <wp:extent cx="5734050" cy="2946400"/>
            <wp:effectExtent l="0" t="0" r="0" b="0"/>
            <wp:docPr id="56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35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Механизм находится в горизонтальной плоскости в состоянии равновесия</w:t>
      </w:r>
      <w:del w:author="Anonymous" w:date="2020-06-16T08:00:36Z" w:id="0">
        <w:r w:rsidRPr="00000000" w:rsidDel="00000000" w:rsidR="00000000">
          <w:rPr>
            <w:rFonts w:ascii="Roboto" w:hAnsi="Roboto" w:eastAsia="Roboto" w:cs="Roboto"/>
            <w:sz w:val="20"/>
            <w:szCs w:val="20"/>
            <w:highlight w:val="white"/>
          </w:rPr>
          <w:drawing>
            <wp:inline xmlns:wp14="http://schemas.microsoft.com/office/word/2010/wordprocessingDrawing" distT="114300" distB="114300" distL="114300" distR="114300" wp14:anchorId="52DAF263" wp14:editId="7777777">
              <wp:extent cx="5734050" cy="2946400"/>
              <wp:effectExtent l="0" t="0" r="0" b="0"/>
              <wp:docPr id="57" name="image55.jpg"/>
              <a:graphic>
                <a:graphicData uri="http://schemas.openxmlformats.org/drawingml/2006/picture">
                  <pic:pic>
                    <pic:nvPicPr>
                      <pic:cNvPr id="0" name="image55.jpg"/>
                      <pic:cNvPicPr preferRelativeResize="0"/>
                    </pic:nvPicPr>
                    <pic:blipFill>
                      <a:blip r:embed="rId35"/>
                      <a:srcRect l="0" t="0" r="0" b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4050" cy="29464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del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15909518" wp14:editId="7777777">
            <wp:extent cx="5734050" cy="7645400"/>
            <wp:effectExtent l="0" t="0" r="0" b="0"/>
            <wp:docPr id="61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3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4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yellow"/>
          <w:rtl w:val="0"/>
        </w:rPr>
        <w:t xml:space="preserve">Однородное колесо массы 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1D84AE1B" wp14:editId="7777777">
            <wp:extent cx="5734050" cy="5410200"/>
            <wp:effectExtent l="0" t="0" r="0" b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4A2285A6" wp14:editId="7777777">
            <wp:extent cx="5734050" cy="7645400"/>
            <wp:effectExtent l="0" t="0" r="0" b="0"/>
            <wp:docPr id="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5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ТОнкая однородная квадратная пластина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22F418CC" wp14:editId="7777777">
            <wp:extent cx="5734050" cy="4826000"/>
            <wp:effectExtent l="0" t="0" r="0" b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66C252D0" wp14:editId="7777777">
            <wp:extent cx="5734050" cy="7645400"/>
            <wp:effectExtent l="0" t="0" r="0" b="0"/>
            <wp:docPr id="55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4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0F1B0A43" wp14:editId="7777777">
            <wp:extent cx="5734050" cy="7645400"/>
            <wp:effectExtent l="0" t="0" r="0" b="0"/>
            <wp:docPr id="1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4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6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highlight w:val="white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  <w:rtl w:val="0"/>
        </w:rPr>
        <w:t xml:space="preserve">Катки 1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04E53DF7" wp14:editId="7777777">
            <wp:extent cx="6219825" cy="2909888"/>
            <wp:effectExtent l="0" t="0" r="0" b="0"/>
            <wp:docPr id="54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42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7AADA148" wp14:editId="7777777">
            <wp:extent cx="5734050" cy="7645400"/>
            <wp:effectExtent l="0" t="0" r="0" b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white"/>
        </w:rPr>
        <w:drawing>
          <wp:inline xmlns:wp14="http://schemas.microsoft.com/office/word/2010/wordprocessingDrawing" distT="114300" distB="114300" distL="114300" distR="114300" wp14:anchorId="7D0C50B9" wp14:editId="7777777">
            <wp:extent cx="4762500" cy="12439650"/>
            <wp:effectExtent l="0" t="0" r="0" b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43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7" wp14:textId="77777777">
      <w:pPr>
        <w:ind w:left="720" w:firstLine="0"/>
        <w:rPr>
          <w:rFonts w:ascii="Roboto" w:hAnsi="Roboto" w:eastAsia="Roboto" w:cs="Roboto"/>
          <w:sz w:val="20"/>
          <w:szCs w:val="20"/>
          <w:highlight w:val="green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  <w:rtl w:val="0"/>
        </w:rPr>
        <w:t xml:space="preserve">Вторая вариант:</w:t>
      </w:r>
    </w:p>
    <w:p xmlns:wp14="http://schemas.microsoft.com/office/word/2010/wordml" w:rsidRPr="00000000" w:rsidR="00000000" w:rsidDel="00000000" w:rsidP="00000000" w:rsidRDefault="00000000" w14:paraId="00000038" wp14:textId="77777777">
      <w:pPr>
        <w:ind w:left="720" w:firstLine="0"/>
        <w:rPr>
          <w:rFonts w:ascii="Roboto" w:hAnsi="Roboto" w:eastAsia="Roboto" w:cs="Roboto"/>
          <w:sz w:val="20"/>
          <w:szCs w:val="20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00178C0E" wp14:editId="7777777">
            <wp:extent cx="4152900" cy="1733550"/>
            <wp:effectExtent l="0" t="0" r="0" b="0"/>
            <wp:docPr id="2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5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04D2ABD1" wp14:editId="7777777">
            <wp:extent cx="5734050" cy="4305300"/>
            <wp:effectExtent l="0" t="0" r="0" b="0"/>
            <wp:docPr id="1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4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799EE98C" wp14:editId="7777777">
            <wp:extent cx="5734050" cy="4305300"/>
            <wp:effectExtent l="0" t="0" r="0" b="0"/>
            <wp:docPr id="37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4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9" wp14:textId="77777777">
      <w:pPr>
        <w:ind w:left="720" w:firstLine="0"/>
        <w:rPr>
          <w:rFonts w:ascii="Roboto" w:hAnsi="Roboto" w:eastAsia="Roboto" w:cs="Roboto"/>
          <w:sz w:val="20"/>
          <w:szCs w:val="2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A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Используя принцип виртуальных перемещений, определить силу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73EB8A80" wp14:editId="7777777">
            <wp:extent cx="4086225" cy="6915150"/>
            <wp:effectExtent l="0" t="0" r="0" b="0"/>
            <wp:docPr id="25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288104B3" wp14:editId="7777777">
            <wp:extent cx="5734050" cy="7645400"/>
            <wp:effectExtent l="0" t="0" r="0" b="0"/>
            <wp:docPr id="3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B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Механическая система состоит из шарнирного параллелограмма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2C4B1D61" wp14:editId="7777777">
            <wp:extent cx="5734050" cy="4368800"/>
            <wp:effectExtent l="0" t="0" r="0" b="0"/>
            <wp:docPr id="1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5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246D54C9" wp14:editId="7777777">
            <wp:extent cx="5734050" cy="7645400"/>
            <wp:effectExtent l="0" t="0" r="0" b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5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284578B0" wp14:editId="7777777">
            <wp:extent cx="5734050" cy="7645400"/>
            <wp:effectExtent l="0" t="0" r="0" b="0"/>
            <wp:docPr id="27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52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4E3267AE" wp14:editId="7777777">
            <wp:extent cx="5734050" cy="1435100"/>
            <wp:effectExtent l="0" t="0" r="0" b="0"/>
            <wp:docPr id="2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5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C" wp14:textId="77777777">
      <w:pPr>
        <w:ind w:left="0" w:firstLine="0"/>
        <w:rPr>
          <w:rFonts w:ascii="Roboto" w:hAnsi="Roboto" w:eastAsia="Roboto" w:cs="Roboto"/>
          <w:sz w:val="20"/>
          <w:szCs w:val="20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  <w:rtl w:val="0"/>
        </w:rPr>
        <w:t xml:space="preserve">Задача оценена в 15 из 20, т.к. точка Д совершает сложное движение: относительное - по стержню, переносное - по окружности с центром в точке О.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D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Определить силу натяжения нити, если катушка 1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7AD41465" wp14:editId="7777777">
            <wp:extent cx="5734050" cy="3365500"/>
            <wp:effectExtent l="0" t="0" r="0" b="0"/>
            <wp:docPr id="31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5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03F6C563" wp14:editId="7777777">
            <wp:extent cx="5734050" cy="7645400"/>
            <wp:effectExtent l="0" t="0" r="0" b="0"/>
            <wp:docPr id="4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55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E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Тонкий однородный стержень 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  <w:rtl w:val="0"/>
        </w:rPr>
        <w:t xml:space="preserve">Тут нужна другая формула. Вращение вокруг неподвижной точки.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5881DB16" wp14:editId="7777777">
            <wp:extent cx="5734050" cy="7645400"/>
            <wp:effectExtent l="0" t="0" r="0" b="0"/>
            <wp:docPr id="1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  <w:r w:rsidRPr="00000000" w:rsidDel="00000000" w:rsidR="00000000">
        <w:drawing>
          <wp:anchor xmlns:wp14="http://schemas.microsoft.com/office/word/2010/wordprocessingDrawing" distT="114300" distB="114300" distL="114300" distR="114300" simplePos="0" relativeHeight="0" behindDoc="0" locked="0" layoutInCell="1" hidden="0" allowOverlap="1" wp14:anchorId="11DD31FD" wp14:editId="7777777">
            <wp:simplePos x="0" y="0"/>
            <wp:positionH relativeFrom="column">
              <wp:posOffset>1703338</wp:posOffset>
            </wp:positionH>
            <wp:positionV relativeFrom="paragraph">
              <wp:posOffset>190500</wp:posOffset>
            </wp:positionV>
            <wp:extent cx="3962400" cy="3829050"/>
            <wp:effectExtent l="0" t="0" r="0" b="0"/>
            <wp:wrapTopAndBottom distT="114300" distB="11430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5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29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Pr="00000000" w:rsidR="00000000" w:rsidDel="00000000" w:rsidP="00000000" w:rsidRDefault="00000000" w14:paraId="0000003F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Однородное колесо 2 массы</w:t>
      </w: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br w:type="textWrapping"/>
      </w: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Комментарий: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  <w:rtl w:val="0"/>
        </w:rPr>
        <w:t xml:space="preserve">обратить внимание  на точку контакта колеса с поверхностью, там должна быть реакция; теорема о движении центра масс;  обозначить тела отдельно,: теорема об изменении кинмомента тоже вроде участвует, у Вили вроде это все.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452CBAAD" wp14:editId="7777777">
            <wp:extent cx="6160691" cy="1719263"/>
            <wp:effectExtent l="0" t="0" r="0" b="0"/>
            <wp:docPr id="1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60691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09A30EF5" wp14:editId="7777777">
            <wp:extent cx="5291138" cy="3965340"/>
            <wp:effectExtent l="0" t="0" r="0" b="0"/>
            <wp:docPr id="64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5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965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0BC448A7" wp14:editId="7777777">
            <wp:extent cx="5734050" cy="7645400"/>
            <wp:effectExtent l="0" t="0" r="0" b="0"/>
            <wp:docPr id="52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0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Однородный цилиндр массы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2F571861" wp14:editId="7777777">
            <wp:extent cx="5734050" cy="2679700"/>
            <wp:effectExtent l="0" t="0" r="0" b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46DA4B04" wp14:editId="7777777">
            <wp:extent cx="5734050" cy="7937500"/>
            <wp:effectExtent l="0" t="0" r="0" b="0"/>
            <wp:docPr id="29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62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9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167968E5" wp14:editId="7777777">
            <wp:extent cx="5734050" cy="8115300"/>
            <wp:effectExtent l="0" t="0" r="0" b="0"/>
            <wp:docPr id="43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6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1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205A3F93" wp14:editId="7777777">
            <wp:extent cx="5734050" cy="3098800"/>
            <wp:effectExtent l="0" t="0" r="0" b="0"/>
            <wp:docPr id="58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6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Механическая система состоит из тонкой однородной квадратной пластины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5F6668F6" wp14:editId="7777777">
            <wp:extent cx="5734050" cy="6197600"/>
            <wp:effectExtent l="0" t="0" r="0" b="0"/>
            <wp:docPr id="4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5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2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С помощью принципы виртуальных перемещений определить величину силы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694290C4" wp14:editId="7777777">
            <wp:extent cx="5734050" cy="5118100"/>
            <wp:effectExtent l="0" t="0" r="0" b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3" wp14:textId="77777777">
      <w:pPr>
        <w:ind w:left="720" w:firstLine="0"/>
        <w:rPr>
          <w:rFonts w:ascii="Roboto" w:hAnsi="Roboto" w:eastAsia="Roboto" w:cs="Roboto"/>
          <w:sz w:val="20"/>
          <w:szCs w:val="20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2B8B1BA8" wp14:editId="7777777">
            <wp:extent cx="5734050" cy="7645400"/>
            <wp:effectExtent l="0" t="0" r="0" b="0"/>
            <wp:docPr id="63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6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4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С помощью принципа виртуальных перемещений определить величину силы 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637705BA" wp14:editId="7777777">
            <wp:extent cx="5734050" cy="3810000"/>
            <wp:effectExtent l="0" t="0" r="0" b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38A3415C" wp14:editId="7777777">
            <wp:extent cx="5734050" cy="7645400"/>
            <wp:effectExtent l="0" t="0" r="0" b="0"/>
            <wp:docPr id="5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6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5" wp14:textId="77777777">
      <w:pPr>
        <w:numPr>
          <w:ilvl w:val="0"/>
          <w:numId w:val="1"/>
        </w:numPr>
        <w:ind w:left="720" w:hanging="360"/>
        <w:rPr>
          <w:rFonts w:ascii="Roboto" w:hAnsi="Roboto" w:eastAsia="Roboto" w:cs="Roboto"/>
          <w:sz w:val="20"/>
          <w:szCs w:val="20"/>
          <w:u w:val="none"/>
        </w:rPr>
      </w:pPr>
      <w:r w:rsidRPr="00000000" w:rsidDel="00000000" w:rsidR="00000000">
        <w:rPr>
          <w:rFonts w:ascii="Roboto" w:hAnsi="Roboto" w:eastAsia="Roboto" w:cs="Roboto"/>
          <w:sz w:val="20"/>
          <w:szCs w:val="20"/>
          <w:rtl w:val="0"/>
        </w:rPr>
        <w:t xml:space="preserve">Однородное колесо 1 массы </w:t>
      </w:r>
      <w:r w:rsidRPr="00000000" w:rsidDel="00000000" w:rsidR="00000000">
        <w:rPr>
          <w:rFonts w:ascii="Roboto" w:hAnsi="Roboto" w:eastAsia="Roboto" w:cs="Roboto"/>
          <w:sz w:val="20"/>
          <w:szCs w:val="20"/>
          <w:highlight w:val="green"/>
          <w:rtl w:val="0"/>
        </w:rPr>
        <w:t xml:space="preserve">верно</w:t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1FB73D0A" wp14:editId="7777777">
            <wp:extent cx="5734050" cy="1854200"/>
            <wp:effectExtent l="0" t="0" r="0" b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Roboto" w:hAnsi="Roboto" w:eastAsia="Roboto" w:cs="Roboto"/>
          <w:sz w:val="20"/>
          <w:szCs w:val="20"/>
        </w:rPr>
        <w:drawing>
          <wp:inline xmlns:wp14="http://schemas.microsoft.com/office/word/2010/wordprocessingDrawing" distT="114300" distB="114300" distL="114300" distR="114300" wp14:anchorId="2B6E646A" wp14:editId="7777777">
            <wp:extent cx="5734050" cy="7645400"/>
            <wp:effectExtent l="0" t="0" r="0" b="0"/>
            <wp:docPr id="33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7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sectPr>
      <w:pgSz w:w="11909" w:h="16834" w:orient="portrait"/>
      <w:pgMar w:top="1440" w:right="1440" w:bottom="1440" w:lef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w:subsetted="0" r:id="rId1"/>
    <w:embedBold w:fontKey="{00000000-0000-0000-0000-000000000000}" w:subsetted="0" r:id="rId2"/>
    <w:embedItalic w:fontKey="{00000000-0000-0000-0000-000000000000}" w:subsetted="0" r:id="rId3"/>
    <w:embedBoldItalic w:fontKey="{00000000-0000-0000-0000-000000000000}" w:subsetted="0" r:id="rId4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 w14 w15">
  <w:trackRevisions w:val="false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7AFC5A7A"/>
  <w15:docId w15:val="{7341C9B2-7212-4DBD-87F8-5BA44932561B}"/>
  <w:rsids>
    <w:rsidRoot w:val="4DB80958"/>
    <w:rsid w:val="4DB80958"/>
  </w:rsids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rFonts w:ascii="Arial" w:hAnsi="Arial" w:eastAsia="Arial" w:cs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spacing w:before="400" w:after="12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after="12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before="320" w:after="8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before="280" w:after="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before="240" w:after="8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before="240" w:after="8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before="0"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before="0" w:after="320" w:lineRule="auto"/>
    </w:pPr>
    <w:rPr>
      <w:rFonts w:ascii="Arial" w:hAnsi="Arial" w:eastAsia="Arial" w:cs="Arial"/>
      <w:i w:val="0"/>
      <w:color w:val="666666"/>
      <w:sz w:val="30"/>
      <w:szCs w:val="30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2.jpg" Id="rId40" /><Relationship Type="http://schemas.openxmlformats.org/officeDocument/2006/relationships/image" Target="media/image51.jpg" Id="rId42" /><Relationship Type="http://schemas.openxmlformats.org/officeDocument/2006/relationships/image" Target="media/image16.jpg" Id="rId41" /><Relationship Type="http://schemas.openxmlformats.org/officeDocument/2006/relationships/image" Target="media/image50.png" Id="rId44" /><Relationship Type="http://schemas.openxmlformats.org/officeDocument/2006/relationships/image" Target="media/image7.jpg" Id="rId43" /><Relationship Type="http://schemas.openxmlformats.org/officeDocument/2006/relationships/image" Target="media/image22.jpg" Id="rId46" /><Relationship Type="http://schemas.openxmlformats.org/officeDocument/2006/relationships/image" Target="media/image21.jpg" Id="rId45" /><Relationship Type="http://schemas.openxmlformats.org/officeDocument/2006/relationships/theme" Target="theme/theme1.xml" Id="rId1" /><Relationship Type="http://schemas.openxmlformats.org/officeDocument/2006/relationships/settings" Target="settings.xml" Id="rId2" /><Relationship Type="http://schemas.openxmlformats.org/officeDocument/2006/relationships/fontTable" Target="fontTable.xml" Id="rId3" /><Relationship Type="http://schemas.openxmlformats.org/officeDocument/2006/relationships/numbering" Target="numbering.xml" Id="rId4" /><Relationship Type="http://schemas.openxmlformats.org/officeDocument/2006/relationships/image" Target="media/image5.jpg" Id="rId9" /><Relationship Type="http://schemas.openxmlformats.org/officeDocument/2006/relationships/image" Target="media/image37.jpg" Id="rId48" /><Relationship Type="http://schemas.openxmlformats.org/officeDocument/2006/relationships/image" Target="media/image62.jpg" Id="rId47" /><Relationship Type="http://schemas.openxmlformats.org/officeDocument/2006/relationships/image" Target="media/image30.jpg" Id="rId49" /><Relationship Type="http://schemas.openxmlformats.org/officeDocument/2006/relationships/styles" Target="styles.xml" Id="rId5" /><Relationship Type="http://schemas.openxmlformats.org/officeDocument/2006/relationships/image" Target="media/image3.jpg" Id="rId6" /><Relationship Type="http://schemas.openxmlformats.org/officeDocument/2006/relationships/image" Target="media/image26.jpg" Id="rId7" /><Relationship Type="http://schemas.openxmlformats.org/officeDocument/2006/relationships/image" Target="media/image58.jpg" Id="rId8" /><Relationship Type="http://schemas.openxmlformats.org/officeDocument/2006/relationships/image" Target="media/image42.jpg" Id="rId31" /><Relationship Type="http://schemas.openxmlformats.org/officeDocument/2006/relationships/image" Target="media/image45.png" Id="rId30" /><Relationship Type="http://schemas.openxmlformats.org/officeDocument/2006/relationships/image" Target="media/image64.jpg" Id="rId33" /><Relationship Type="http://schemas.openxmlformats.org/officeDocument/2006/relationships/image" Target="media/image17.jpg" Id="rId32" /><Relationship Type="http://schemas.openxmlformats.org/officeDocument/2006/relationships/image" Target="media/image55.jpg" Id="rId35" /><Relationship Type="http://schemas.openxmlformats.org/officeDocument/2006/relationships/image" Target="media/image43.jpg" Id="rId34" /><Relationship Type="http://schemas.openxmlformats.org/officeDocument/2006/relationships/image" Target="media/image46.jpg" Id="rId71" /><Relationship Type="http://schemas.openxmlformats.org/officeDocument/2006/relationships/image" Target="media/image10.jpg" Id="rId70" /><Relationship Type="http://schemas.openxmlformats.org/officeDocument/2006/relationships/image" Target="media/image39.png" Id="rId37" /><Relationship Type="http://schemas.openxmlformats.org/officeDocument/2006/relationships/image" Target="media/image54.jpg" Id="rId36" /><Relationship Type="http://schemas.openxmlformats.org/officeDocument/2006/relationships/image" Target="media/image44.png" Id="rId39" /><Relationship Type="http://schemas.openxmlformats.org/officeDocument/2006/relationships/image" Target="media/image14.jpg" Id="rId38" /><Relationship Type="http://schemas.openxmlformats.org/officeDocument/2006/relationships/image" Target="media/image33.jpg" Id="rId62" /><Relationship Type="http://schemas.openxmlformats.org/officeDocument/2006/relationships/image" Target="media/image2.jpg" Id="rId61" /><Relationship Type="http://schemas.openxmlformats.org/officeDocument/2006/relationships/image" Target="media/image56.jpg" Id="rId20" /><Relationship Type="http://schemas.openxmlformats.org/officeDocument/2006/relationships/image" Target="media/image48.jpg" Id="rId64" /><Relationship Type="http://schemas.openxmlformats.org/officeDocument/2006/relationships/image" Target="media/image35.jpg" Id="rId63" /><Relationship Type="http://schemas.openxmlformats.org/officeDocument/2006/relationships/image" Target="media/image34.jpg" Id="rId22" /><Relationship Type="http://schemas.openxmlformats.org/officeDocument/2006/relationships/image" Target="media/image63.png" Id="rId66" /><Relationship Type="http://schemas.openxmlformats.org/officeDocument/2006/relationships/image" Target="media/image66.jpg" Id="rId21" /><Relationship Type="http://schemas.openxmlformats.org/officeDocument/2006/relationships/image" Target="media/image53.png" Id="rId65" /><Relationship Type="http://schemas.openxmlformats.org/officeDocument/2006/relationships/image" Target="media/image19.jpg" Id="rId24" /><Relationship Type="http://schemas.openxmlformats.org/officeDocument/2006/relationships/image" Target="media/image11.png" Id="rId68" /><Relationship Type="http://schemas.openxmlformats.org/officeDocument/2006/relationships/image" Target="media/image12.jpg" Id="rId23" /><Relationship Type="http://schemas.openxmlformats.org/officeDocument/2006/relationships/image" Target="media/image61.jpg" Id="rId67" /><Relationship Type="http://schemas.openxmlformats.org/officeDocument/2006/relationships/image" Target="media/image49.jpg" Id="rId60" /><Relationship Type="http://schemas.openxmlformats.org/officeDocument/2006/relationships/image" Target="media/image28.jpg" Id="rId26" /><Relationship Type="http://schemas.openxmlformats.org/officeDocument/2006/relationships/image" Target="media/image24.png" Id="rId25" /><Relationship Type="http://schemas.openxmlformats.org/officeDocument/2006/relationships/image" Target="media/image40.jpg" Id="rId69" /><Relationship Type="http://schemas.openxmlformats.org/officeDocument/2006/relationships/image" Target="media/image47.png" Id="rId28" /><Relationship Type="http://schemas.openxmlformats.org/officeDocument/2006/relationships/image" Target="media/image57.jpg" Id="rId27" /><Relationship Type="http://schemas.openxmlformats.org/officeDocument/2006/relationships/image" Target="media/image59.jpg" Id="rId29" /><Relationship Type="http://schemas.openxmlformats.org/officeDocument/2006/relationships/image" Target="media/image9.jpg" Id="rId51" /><Relationship Type="http://schemas.openxmlformats.org/officeDocument/2006/relationships/image" Target="media/image4.jpg" Id="rId50" /><Relationship Type="http://schemas.openxmlformats.org/officeDocument/2006/relationships/image" Target="media/image23.jpg" Id="rId53" /><Relationship Type="http://schemas.openxmlformats.org/officeDocument/2006/relationships/image" Target="media/image41.jpg" Id="rId52" /><Relationship Type="http://schemas.openxmlformats.org/officeDocument/2006/relationships/image" Target="media/image65.jpg" Id="rId11" /><Relationship Type="http://schemas.openxmlformats.org/officeDocument/2006/relationships/image" Target="media/image32.jpg" Id="rId55" /><Relationship Type="http://schemas.openxmlformats.org/officeDocument/2006/relationships/image" Target="media/image1.png" Id="rId10" /><Relationship Type="http://schemas.openxmlformats.org/officeDocument/2006/relationships/image" Target="media/image27.jpg" Id="rId54" /><Relationship Type="http://schemas.openxmlformats.org/officeDocument/2006/relationships/image" Target="media/image20.jpg" Id="rId13" /><Relationship Type="http://schemas.openxmlformats.org/officeDocument/2006/relationships/image" Target="media/image13.jpg" Id="rId57" /><Relationship Type="http://schemas.openxmlformats.org/officeDocument/2006/relationships/image" Target="media/image25.png" Id="rId12" /><Relationship Type="http://schemas.openxmlformats.org/officeDocument/2006/relationships/image" Target="media/image15.jpg" Id="rId56" /><Relationship Type="http://schemas.openxmlformats.org/officeDocument/2006/relationships/image" Target="media/image38.jpg" Id="rId15" /><Relationship Type="http://schemas.openxmlformats.org/officeDocument/2006/relationships/image" Target="media/image60.jpg" Id="rId59" /><Relationship Type="http://schemas.openxmlformats.org/officeDocument/2006/relationships/image" Target="media/image31.jpg" Id="rId14" /><Relationship Type="http://schemas.openxmlformats.org/officeDocument/2006/relationships/image" Target="media/image6.jpg" Id="rId58" /><Relationship Type="http://schemas.openxmlformats.org/officeDocument/2006/relationships/image" Target="media/image36.jpg" Id="rId17" /><Relationship Type="http://schemas.openxmlformats.org/officeDocument/2006/relationships/image" Target="media/image29.jpg" Id="rId16" /><Relationship Type="http://schemas.openxmlformats.org/officeDocument/2006/relationships/image" Target="media/image8.png" Id="rId19" /><Relationship Type="http://schemas.openxmlformats.org/officeDocument/2006/relationships/image" Target="media/image18.jpg" Id="rId18" 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